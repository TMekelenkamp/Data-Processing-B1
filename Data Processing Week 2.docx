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2709" w:rsidRDefault="00BC5E9A" w:rsidP="00282709">
      <w:pPr>
        <w:pStyle w:val="Titel"/>
        <w:jc w:val="center"/>
        <w:rPr>
          <w:sz w:val="52"/>
        </w:rPr>
      </w:pPr>
      <w:r w:rsidRPr="00282709">
        <w:rPr>
          <w:sz w:val="52"/>
        </w:rPr>
        <w:t>Data Processing</w:t>
      </w:r>
    </w:p>
    <w:p w:rsidR="00282709" w:rsidRPr="00282709" w:rsidRDefault="00282709" w:rsidP="00282709"/>
    <w:p w:rsidR="00282709" w:rsidRPr="00282709" w:rsidRDefault="00282709" w:rsidP="006477C4">
      <w:pPr>
        <w:pBdr>
          <w:bottom w:val="single" w:sz="4" w:space="1" w:color="auto"/>
        </w:pBdr>
        <w:jc w:val="center"/>
        <w:rPr>
          <w:rFonts w:asciiTheme="majorHAnsi" w:hAnsiTheme="majorHAnsi"/>
          <w:sz w:val="72"/>
        </w:rPr>
        <w:pPrChange w:id="0" w:author="julia.rt@outlook.com" w:date="2016-02-12T10:30:00Z">
          <w:pPr>
            <w:jc w:val="center"/>
          </w:pPr>
        </w:pPrChange>
      </w:pPr>
      <w:r w:rsidRPr="00282709">
        <w:rPr>
          <w:rFonts w:asciiTheme="majorHAnsi" w:hAnsiTheme="majorHAnsi"/>
          <w:sz w:val="72"/>
        </w:rPr>
        <w:t>Population Data</w:t>
      </w:r>
    </w:p>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BC5E9A"/>
    <w:p w:rsidR="00BC5E9A" w:rsidRDefault="00282709">
      <w:r>
        <w:t>12-02-2016</w:t>
      </w:r>
    </w:p>
    <w:p w:rsidR="00BC5E9A" w:rsidRDefault="00282709">
      <w:r>
        <w:t>Universiteit van Amsterdam</w:t>
      </w:r>
    </w:p>
    <w:p w:rsidR="00282709" w:rsidRDefault="00282709">
      <w:r>
        <w:t>Minor Programmeren</w:t>
      </w:r>
    </w:p>
    <w:p w:rsidR="00282709" w:rsidRDefault="00282709"/>
    <w:p w:rsidR="00BC5E9A" w:rsidRDefault="00BC5E9A">
      <w:r>
        <w:t>Julia Jansen</w:t>
      </w:r>
    </w:p>
    <w:p w:rsidR="00BC5E9A" w:rsidRDefault="00BC5E9A">
      <w:r>
        <w:t>Shannon Bakker</w:t>
      </w:r>
    </w:p>
    <w:p w:rsidR="00BC5E9A" w:rsidRDefault="00BC5E9A">
      <w:r>
        <w:t>Tom Schoufour</w:t>
      </w:r>
    </w:p>
    <w:p w:rsidR="00BC5E9A" w:rsidRPr="00BC5E9A" w:rsidRDefault="00BC5E9A">
      <w:r>
        <w:t>Thom Mekelenkamp</w:t>
      </w:r>
      <w:r>
        <w:br w:type="page"/>
      </w:r>
    </w:p>
    <w:p w:rsidR="005860F7" w:rsidRDefault="00532650" w:rsidP="00532650">
      <w:pPr>
        <w:pStyle w:val="Kop1"/>
      </w:pPr>
      <w:r>
        <w:lastRenderedPageBreak/>
        <w:t xml:space="preserve">1. </w:t>
      </w:r>
      <w:r w:rsidR="00526E27">
        <w:t>Analyse</w:t>
      </w:r>
    </w:p>
    <w:p w:rsidR="00526E27" w:rsidRDefault="00526E27" w:rsidP="00526E27">
      <w:pPr>
        <w:ind w:left="360"/>
      </w:pPr>
    </w:p>
    <w:p w:rsidR="005955B8" w:rsidRPr="00532650" w:rsidRDefault="005955B8" w:rsidP="00532650">
      <w:pPr>
        <w:rPr>
          <w:b/>
        </w:rPr>
      </w:pPr>
      <w:r w:rsidRPr="00532650">
        <w:rPr>
          <w:b/>
        </w:rPr>
        <w:t>Trends in de data</w:t>
      </w:r>
    </w:p>
    <w:p w:rsidR="00526E27" w:rsidRDefault="00526E27" w:rsidP="005955B8">
      <w:pPr>
        <w:pStyle w:val="Lijstalinea"/>
        <w:numPr>
          <w:ilvl w:val="1"/>
          <w:numId w:val="4"/>
        </w:numPr>
      </w:pPr>
      <w:r>
        <w:t>In de bijna gehele tabel stijgt het aantal mensen</w:t>
      </w:r>
      <w:r w:rsidR="00282709">
        <w:t xml:space="preserve"> op de wereld</w:t>
      </w:r>
      <w:r>
        <w:t>.</w:t>
      </w:r>
    </w:p>
    <w:p w:rsidR="00526E27" w:rsidRDefault="00526E27" w:rsidP="00526E27">
      <w:pPr>
        <w:pStyle w:val="Lijstalinea"/>
        <w:numPr>
          <w:ilvl w:val="1"/>
          <w:numId w:val="3"/>
        </w:numPr>
      </w:pPr>
      <w:r>
        <w:t>T</w:t>
      </w:r>
      <w:r w:rsidR="00282709">
        <w:t>/</w:t>
      </w:r>
      <w:r>
        <w:t>m 1500 stijgt de populatie gematigd, na 1500 neemt de groei per jaar toe.</w:t>
      </w:r>
    </w:p>
    <w:p w:rsidR="00526E27" w:rsidRDefault="00526E27" w:rsidP="00526E27">
      <w:pPr>
        <w:pStyle w:val="Lijstalinea"/>
        <w:numPr>
          <w:ilvl w:val="1"/>
          <w:numId w:val="3"/>
        </w:numPr>
      </w:pPr>
      <w:r>
        <w:t>Een aantal keer voor 1950 neemt de bevolking af</w:t>
      </w:r>
    </w:p>
    <w:p w:rsidR="00526E27" w:rsidRDefault="00526E27" w:rsidP="00526E27">
      <w:pPr>
        <w:pStyle w:val="Lijstalinea"/>
        <w:numPr>
          <w:ilvl w:val="1"/>
          <w:numId w:val="3"/>
        </w:numPr>
      </w:pPr>
      <w:r>
        <w:t>Vanaf 1900 begint de bevolking explosief te groeien</w:t>
      </w:r>
    </w:p>
    <w:p w:rsidR="00526E27" w:rsidRDefault="00526E27" w:rsidP="00526E27">
      <w:pPr>
        <w:pStyle w:val="Lijstalinea"/>
        <w:numPr>
          <w:ilvl w:val="1"/>
          <w:numId w:val="3"/>
        </w:numPr>
      </w:pPr>
      <w:r>
        <w:t>Vanaf 1950 groeit de bevolking met ongeveer 100 miljoen per jaar.</w:t>
      </w:r>
    </w:p>
    <w:p w:rsidR="00526E27" w:rsidRDefault="00526E27" w:rsidP="00526E27">
      <w:pPr>
        <w:pStyle w:val="Lijstalinea"/>
        <w:numPr>
          <w:ilvl w:val="1"/>
          <w:numId w:val="3"/>
        </w:numPr>
      </w:pPr>
      <w:r>
        <w:t>Vanaf 8 miljard</w:t>
      </w:r>
      <w:r w:rsidR="00282709">
        <w:t xml:space="preserve"> mensen</w:t>
      </w:r>
      <w:r>
        <w:t xml:space="preserve"> mensen lijkt de groei te stabiliseren. </w:t>
      </w:r>
    </w:p>
    <w:p w:rsidR="005955B8" w:rsidRPr="00532650" w:rsidRDefault="005955B8" w:rsidP="00532650">
      <w:pPr>
        <w:rPr>
          <w:b/>
        </w:rPr>
      </w:pPr>
      <w:r w:rsidRPr="00532650">
        <w:rPr>
          <w:b/>
        </w:rPr>
        <w:t>Verschillen in de data</w:t>
      </w:r>
    </w:p>
    <w:p w:rsidR="00526E27" w:rsidRDefault="005955B8" w:rsidP="005955B8">
      <w:pPr>
        <w:pStyle w:val="Lijstalinea"/>
        <w:numPr>
          <w:ilvl w:val="1"/>
          <w:numId w:val="3"/>
        </w:numPr>
      </w:pPr>
      <w:r>
        <w:t>Voor 1</w:t>
      </w:r>
      <w:r w:rsidR="002030C9">
        <w:t>8</w:t>
      </w:r>
      <w:r>
        <w:t xml:space="preserve">50 zijn er grote verschillen tussen de </w:t>
      </w:r>
      <w:r w:rsidR="00282709">
        <w:t xml:space="preserve">schattingen van </w:t>
      </w:r>
      <w:r>
        <w:t xml:space="preserve">verschillende </w:t>
      </w:r>
      <w:r w:rsidR="00282709">
        <w:t>onderzoeks</w:t>
      </w:r>
      <w:r>
        <w:t>partijen.</w:t>
      </w:r>
    </w:p>
    <w:p w:rsidR="005955B8" w:rsidRDefault="005955B8" w:rsidP="005955B8">
      <w:pPr>
        <w:pStyle w:val="Lijstalinea"/>
        <w:numPr>
          <w:ilvl w:val="1"/>
          <w:numId w:val="3"/>
        </w:numPr>
      </w:pPr>
      <w:r>
        <w:t>Sommige partijen geven slecht</w:t>
      </w:r>
      <w:r w:rsidR="00282709">
        <w:t>s</w:t>
      </w:r>
      <w:r>
        <w:t xml:space="preserve"> eens in de x jaar een schatting, waar </w:t>
      </w:r>
      <w:r w:rsidR="00282709">
        <w:t>andere</w:t>
      </w:r>
      <w:r>
        <w:t xml:space="preserve"> partijen ieder jaar een schatting uitbrengen.</w:t>
      </w:r>
    </w:p>
    <w:p w:rsidR="005955B8" w:rsidRDefault="00574523" w:rsidP="005955B8">
      <w:pPr>
        <w:pStyle w:val="Lijstalinea"/>
        <w:numPr>
          <w:ilvl w:val="1"/>
          <w:numId w:val="3"/>
        </w:numPr>
      </w:pPr>
      <w:r>
        <w:t>US, UN en Ma</w:t>
      </w:r>
      <w:r w:rsidR="00282709">
        <w:t>d</w:t>
      </w:r>
      <w:r>
        <w:t>dison lopen v</w:t>
      </w:r>
      <w:r w:rsidR="00282709">
        <w:t xml:space="preserve">rijwel gelijk op vanaf 1950. </w:t>
      </w:r>
      <w:r>
        <w:t>Mad</w:t>
      </w:r>
      <w:r w:rsidR="00282709">
        <w:t>d</w:t>
      </w:r>
      <w:r>
        <w:t>ison group ligt van 1950 tot 2003 onder de schattingen v</w:t>
      </w:r>
      <w:r w:rsidR="00282709">
        <w:t>an de rest en daarna ver boven.</w:t>
      </w:r>
    </w:p>
    <w:p w:rsidR="00574523" w:rsidRDefault="008477B6" w:rsidP="00532650">
      <w:r w:rsidRPr="00532650">
        <w:rPr>
          <w:b/>
        </w:rPr>
        <w:t>Verschillen in schattingen</w:t>
      </w:r>
      <w:r>
        <w:t xml:space="preserve"> (absolu</w:t>
      </w:r>
      <w:r w:rsidR="00282709">
        <w:t>u</w:t>
      </w:r>
      <w:r>
        <w:t>t en relatief)</w:t>
      </w:r>
    </w:p>
    <w:p w:rsidR="008477B6" w:rsidRDefault="008477B6" w:rsidP="008477B6">
      <w:pPr>
        <w:pStyle w:val="Lijstalinea"/>
        <w:numPr>
          <w:ilvl w:val="1"/>
          <w:numId w:val="3"/>
        </w:numPr>
      </w:pPr>
      <w:r>
        <w:t>Verschillen tussen de schattingen worden groter, maar die zijn relatief tot de populatie nie</w:t>
      </w:r>
      <w:r w:rsidR="00282709">
        <w:t>t zo groot. Naarmate de populat</w:t>
      </w:r>
      <w:r>
        <w:t>i</w:t>
      </w:r>
      <w:r w:rsidR="00282709">
        <w:t>e</w:t>
      </w:r>
      <w:r>
        <w:t xml:space="preserve"> groeit wo</w:t>
      </w:r>
      <w:r w:rsidR="00282709">
        <w:t>r</w:t>
      </w:r>
      <w:r>
        <w:t>den de relatieve verschillen kleiner.</w:t>
      </w:r>
    </w:p>
    <w:p w:rsidR="008477B6" w:rsidRDefault="008477B6" w:rsidP="008477B6">
      <w:pPr>
        <w:pStyle w:val="Lijstalinea"/>
        <w:numPr>
          <w:ilvl w:val="1"/>
          <w:numId w:val="3"/>
        </w:numPr>
      </w:pPr>
      <w:r>
        <w:t>Absolu</w:t>
      </w:r>
      <w:r w:rsidR="00282709">
        <w:t>u</w:t>
      </w:r>
      <w:r>
        <w:t>t</w:t>
      </w:r>
      <w:r w:rsidR="00282709">
        <w:t xml:space="preserve"> het grootste verschil</w:t>
      </w:r>
      <w:r>
        <w:t>:</w:t>
      </w:r>
      <w:r>
        <w:tab/>
      </w:r>
    </w:p>
    <w:p w:rsidR="008477B6" w:rsidRDefault="008477B6" w:rsidP="008477B6">
      <w:pPr>
        <w:pStyle w:val="Lijstalinea"/>
        <w:numPr>
          <w:ilvl w:val="2"/>
          <w:numId w:val="3"/>
        </w:numPr>
      </w:pPr>
      <w:r>
        <w:t xml:space="preserve"> Het verschil in de schatting in 2010 tussen Ma</w:t>
      </w:r>
      <w:r w:rsidR="00282709">
        <w:t>d</w:t>
      </w:r>
      <w:r>
        <w:t xml:space="preserve">dison en de USCB </w:t>
      </w:r>
      <w:r w:rsidR="00282709">
        <w:t xml:space="preserve">is absoluut het </w:t>
      </w:r>
      <w:r>
        <w:t>groot</w:t>
      </w:r>
      <w:r w:rsidR="00282709">
        <w:t>st</w:t>
      </w:r>
      <w:r>
        <w:t xml:space="preserve"> met een verschil van ongeveer 900 miljoen.  </w:t>
      </w:r>
    </w:p>
    <w:p w:rsidR="008477B6" w:rsidRDefault="008477B6" w:rsidP="008477B6">
      <w:pPr>
        <w:pStyle w:val="Lijstalinea"/>
        <w:numPr>
          <w:ilvl w:val="1"/>
          <w:numId w:val="3"/>
        </w:numPr>
      </w:pPr>
      <w:r>
        <w:t>Relatief</w:t>
      </w:r>
      <w:r w:rsidR="00282709">
        <w:t xml:space="preserve"> het grootste verschil</w:t>
      </w:r>
      <w:r>
        <w:t>:</w:t>
      </w:r>
    </w:p>
    <w:p w:rsidR="008477B6" w:rsidRDefault="008477B6" w:rsidP="008477B6">
      <w:pPr>
        <w:pStyle w:val="Lijstalinea"/>
        <w:numPr>
          <w:ilvl w:val="2"/>
          <w:numId w:val="3"/>
        </w:numPr>
      </w:pPr>
      <w:r>
        <w:t xml:space="preserve">Het verschil tussen HYDE en McEvedy &amp; Jones </w:t>
      </w:r>
      <w:r w:rsidR="00282709">
        <w:t>in het jaar -4000 is relatief het grootst. Ze partijen verschillen in hun schattingen maar liefst</w:t>
      </w:r>
      <w:r>
        <w:t xml:space="preserve"> 400%</w:t>
      </w:r>
      <w:r w:rsidR="00282709">
        <w:t xml:space="preserve"> van elkaar.</w:t>
      </w:r>
    </w:p>
    <w:p w:rsidR="00532650" w:rsidRDefault="008477B6" w:rsidP="00532650">
      <w:r w:rsidRPr="00532650">
        <w:rPr>
          <w:b/>
        </w:rPr>
        <w:t>Data representatie</w:t>
      </w:r>
      <w:r w:rsidR="00532650">
        <w:br/>
      </w:r>
      <w:r w:rsidR="00E5423D">
        <w:t>H</w:t>
      </w:r>
      <w:r w:rsidR="00282709">
        <w:t>et is mogelijk om in één grafiek zowel de bevolkingsgroei als de relatieve verschillen tussen de verschillende schattingen weer te geven. Dat</w:t>
      </w:r>
      <w:r>
        <w:t xml:space="preserve"> kan word</w:t>
      </w:r>
      <w:r w:rsidR="00CE6BBB">
        <w:t xml:space="preserve">en weergeven door de schaal van de as  aan de totale populatie </w:t>
      </w:r>
      <w:r w:rsidR="00532650">
        <w:t xml:space="preserve">over de tijd </w:t>
      </w:r>
      <w:r w:rsidR="00CE6BBB">
        <w:t xml:space="preserve">aan te passen. </w:t>
      </w:r>
      <w:r w:rsidR="00532650">
        <w:t xml:space="preserve">Wanneer </w:t>
      </w:r>
      <w:r w:rsidR="00CE6BBB">
        <w:t xml:space="preserve">dit </w:t>
      </w:r>
      <w:r w:rsidR="00532650">
        <w:t xml:space="preserve">toegepast wordt, </w:t>
      </w:r>
      <w:r w:rsidR="00CE6BBB">
        <w:t xml:space="preserve">wordt het relatieve verschil in de schattingen waarheidsgetrouw weergegeven. Het nadeel van deze vorm is wel dat </w:t>
      </w:r>
      <w:r w:rsidR="00532650">
        <w:t xml:space="preserve">de geschaalde as </w:t>
      </w:r>
      <w:r w:rsidR="00CE6BBB">
        <w:t>dermate lastig te lezen wordt dat het niet aan te raden is om deze vorm te gebruiken.</w:t>
      </w:r>
      <w:r w:rsidR="00532650">
        <w:t xml:space="preserve"> </w:t>
      </w:r>
      <w:r w:rsidR="00532650" w:rsidRPr="00532650">
        <w:rPr>
          <w:color w:val="FF0000"/>
        </w:rPr>
        <w:t>Bovendien zal de trendlijn van de groei er dan niet exponentieel maar meer lineair uitzien, wat de groei minder waarheidsgetrouw weergeeft.</w:t>
      </w:r>
    </w:p>
    <w:p w:rsidR="00CE6BBB" w:rsidRDefault="00CE6BBB" w:rsidP="00532650">
      <w:r w:rsidRPr="00532650">
        <w:rPr>
          <w:b/>
        </w:rPr>
        <w:t>Lineaire interpolatie</w:t>
      </w:r>
      <w:r w:rsidR="00532650">
        <w:br/>
      </w:r>
      <w:r w:rsidR="00CE560A">
        <w:t xml:space="preserve">Alleen als de data op de zelfde jaren is gebaseerd en de intervallen niet te groot zijn kan je lineaire interpolatie gebruiken. Als dit niet het geval is, is er sprake van een soort schijnzekerheid. </w:t>
      </w:r>
      <w:r w:rsidR="00532650" w:rsidRPr="00532650">
        <w:rPr>
          <w:color w:val="FF0000"/>
        </w:rPr>
        <w:t xml:space="preserve">Er wordt met lineaire interpolatie namelijk een lijn getrokken van schatting naar schatting, door punten waarvan helemaal geen schatting gedaan is. Als de schattingen ver uit elkaar liggen, zal tussen die schattingen toch data afleesbaar zijn uit de grafiek, terwijl er geen data gemeten is in die jaartallen. </w:t>
      </w:r>
      <w:r w:rsidR="00CE560A">
        <w:t>Het zou</w:t>
      </w:r>
      <w:r w:rsidR="00532650">
        <w:t xml:space="preserve"> wel mogelijk zijn lineaire  </w:t>
      </w:r>
      <w:r w:rsidR="00CE560A">
        <w:t>voor Madison Group, Madison en de UN vanaf 1950 tot en met 2009.</w:t>
      </w:r>
    </w:p>
    <w:p w:rsidR="00BE0B9E" w:rsidRDefault="00DD00EB" w:rsidP="00BE0B9E">
      <w:pPr>
        <w:pStyle w:val="Kop1"/>
      </w:pPr>
      <w:r>
        <w:br w:type="page"/>
      </w:r>
      <w:r w:rsidR="00BE0B9E">
        <w:lastRenderedPageBreak/>
        <w:t>2</w:t>
      </w:r>
      <w:r w:rsidR="00BE0B9E">
        <w:t xml:space="preserve">. </w:t>
      </w:r>
      <w:r w:rsidR="00BE0B9E">
        <w:t>Schetsen</w:t>
      </w:r>
    </w:p>
    <w:p w:rsidR="00CE6BBB" w:rsidRDefault="00CE6BBB" w:rsidP="00BE0B9E"/>
    <w:p w:rsidR="00E63FB6" w:rsidRDefault="00BE0B9E" w:rsidP="00E63FB6">
      <w:pPr>
        <w:pStyle w:val="Lijstalinea"/>
        <w:numPr>
          <w:ilvl w:val="0"/>
          <w:numId w:val="7"/>
        </w:numPr>
      </w:pPr>
      <w:r>
        <w:t xml:space="preserve">In de </w:t>
      </w:r>
      <w:r w:rsidR="00E63FB6">
        <w:t>grafiek</w:t>
      </w:r>
      <w:r>
        <w:t xml:space="preserve"> </w:t>
      </w:r>
      <w:r w:rsidRPr="00BE0B9E">
        <w:rPr>
          <w:color w:val="FF0000"/>
        </w:rPr>
        <w:t>in afbeelding 1</w:t>
      </w:r>
      <w:r w:rsidR="00E63FB6" w:rsidRPr="00BE0B9E">
        <w:rPr>
          <w:color w:val="FF0000"/>
        </w:rPr>
        <w:t xml:space="preserve"> </w:t>
      </w:r>
      <w:r w:rsidR="00E63FB6">
        <w:t xml:space="preserve">is de y-as is een geschaalde as op basis van de populatiegrootte. Op de x-as staan de jaartallen van 0 t/m 2050. We hebben voor een geschaalde as gekozen, omdat je op deze manier de </w:t>
      </w:r>
      <w:r w:rsidRPr="00BE0B9E">
        <w:rPr>
          <w:color w:val="FF0000"/>
        </w:rPr>
        <w:t xml:space="preserve">relatieve </w:t>
      </w:r>
      <w:r w:rsidR="00E63FB6">
        <w:t xml:space="preserve">verschillen tussen de schattingen eerlijker kan zien. Als je dit niet doet dan lijken de verschillen in het begin heel klein, </w:t>
      </w:r>
      <w:r w:rsidRPr="00BE0B9E">
        <w:rPr>
          <w:color w:val="FF0000"/>
        </w:rPr>
        <w:t xml:space="preserve">omdat ze absoluut klein zijn in vergelijking met latere jaren, </w:t>
      </w:r>
      <w:r w:rsidR="00E63FB6">
        <w:t xml:space="preserve">terwijl ze relatief heel groot zijn. Iedere lijn in de grafiek geeft de data van één instituut weer. </w:t>
      </w:r>
    </w:p>
    <w:p w:rsidR="00BE0B9E" w:rsidRDefault="002371E7" w:rsidP="00BE0B9E">
      <w:pPr>
        <w:keepNext/>
        <w:ind w:left="360"/>
      </w:pPr>
      <w:r w:rsidRPr="002371E7">
        <w:rPr>
          <w:noProof/>
          <w:lang w:eastAsia="nl-NL"/>
        </w:rPr>
        <w:drawing>
          <wp:inline distT="0" distB="0" distL="0" distR="0" wp14:anchorId="4CDA62EC" wp14:editId="7111D8B0">
            <wp:extent cx="4065798" cy="3049929"/>
            <wp:effectExtent l="0" t="0" r="0" b="0"/>
            <wp:docPr id="6" name="Afbeelding 6" descr="C:\Users\shann_000\Documents\GitHub\Data-Processing-B1\foto's\IMG_20160210_12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n_000\Documents\GitHub\Data-Processing-B1\foto's\IMG_20160210_124048.jpg"/>
                    <pic:cNvPicPr>
                      <a:picLocks noChangeAspect="1" noChangeArrowheads="1"/>
                    </pic:cNvPicPr>
                  </pic:nvPicPr>
                  <pic:blipFill>
                    <a:blip r:embed="rId5" cstate="print">
                      <a:extLst>
                        <a:ext uri="{BEBA8EAE-BF5A-486C-A8C5-ECC9F3942E4B}">
                          <a14:imgProps xmlns:a14="http://schemas.microsoft.com/office/drawing/2010/main">
                            <a14:imgLayer r:embed="rId6">
                              <a14:imgEffect>
                                <a14:brightnessContrast bright="18000" contrast="45000"/>
                              </a14:imgEffect>
                            </a14:imgLayer>
                          </a14:imgProps>
                        </a:ext>
                        <a:ext uri="{28A0092B-C50C-407E-A947-70E740481C1C}">
                          <a14:useLocalDpi xmlns:a14="http://schemas.microsoft.com/office/drawing/2010/main" val="0"/>
                        </a:ext>
                      </a:extLst>
                    </a:blip>
                    <a:srcRect/>
                    <a:stretch>
                      <a:fillRect/>
                    </a:stretch>
                  </pic:blipFill>
                  <pic:spPr bwMode="auto">
                    <a:xfrm>
                      <a:off x="0" y="0"/>
                      <a:ext cx="4081521" cy="3061724"/>
                    </a:xfrm>
                    <a:prstGeom prst="rect">
                      <a:avLst/>
                    </a:prstGeom>
                    <a:noFill/>
                    <a:ln>
                      <a:noFill/>
                    </a:ln>
                  </pic:spPr>
                </pic:pic>
              </a:graphicData>
            </a:graphic>
          </wp:inline>
        </w:drawing>
      </w:r>
    </w:p>
    <w:p w:rsidR="00E63FB6" w:rsidRDefault="00BE0B9E" w:rsidP="00BE0B9E">
      <w:pPr>
        <w:pStyle w:val="Bijschrift"/>
        <w:ind w:firstLine="360"/>
      </w:pPr>
      <w:r>
        <w:t xml:space="preserve">Afbeelding </w:t>
      </w:r>
      <w:ins w:id="1" w:author="julia.rt@outlook.com" w:date="2016-02-12T10:28:00Z">
        <w:r w:rsidR="006477C4">
          <w:fldChar w:fldCharType="begin"/>
        </w:r>
        <w:r w:rsidR="006477C4">
          <w:instrText xml:space="preserve"> SEQ Afbeelding \* ARABIC </w:instrText>
        </w:r>
      </w:ins>
      <w:r w:rsidR="006477C4">
        <w:fldChar w:fldCharType="separate"/>
      </w:r>
      <w:ins w:id="2" w:author="julia.rt@outlook.com" w:date="2016-02-12T10:30:00Z">
        <w:r w:rsidR="006477C4">
          <w:rPr>
            <w:noProof/>
          </w:rPr>
          <w:t>1</w:t>
        </w:r>
      </w:ins>
      <w:ins w:id="3" w:author="julia.rt@outlook.com" w:date="2016-02-12T10:28:00Z">
        <w:r w:rsidR="006477C4">
          <w:fldChar w:fldCharType="end"/>
        </w:r>
      </w:ins>
      <w:del w:id="4" w:author="julia.rt@outlook.com" w:date="2016-02-12T10:28:00Z">
        <w:r w:rsidR="00580A98" w:rsidDel="006477C4">
          <w:fldChar w:fldCharType="begin"/>
        </w:r>
        <w:r w:rsidR="00580A98" w:rsidDel="006477C4">
          <w:delInstrText xml:space="preserve"> SEQ Afbeelding \* ARABIC </w:delInstrText>
        </w:r>
        <w:r w:rsidR="00580A98" w:rsidDel="006477C4">
          <w:fldChar w:fldCharType="separate"/>
        </w:r>
        <w:r w:rsidR="00580A98" w:rsidDel="006477C4">
          <w:rPr>
            <w:noProof/>
          </w:rPr>
          <w:delText>1</w:delText>
        </w:r>
        <w:r w:rsidR="00580A98" w:rsidDel="006477C4">
          <w:fldChar w:fldCharType="end"/>
        </w:r>
      </w:del>
    </w:p>
    <w:p w:rsidR="00E63FB6" w:rsidRDefault="00580A98" w:rsidP="00E63FB6">
      <w:pPr>
        <w:pStyle w:val="Lijstalinea"/>
        <w:numPr>
          <w:ilvl w:val="0"/>
          <w:numId w:val="7"/>
        </w:numPr>
      </w:pPr>
      <w:r w:rsidRPr="005B3576">
        <w:rPr>
          <w:noProof/>
          <w:lang w:eastAsia="nl-NL"/>
        </w:rPr>
        <w:drawing>
          <wp:anchor distT="0" distB="0" distL="114300" distR="114300" simplePos="0" relativeHeight="251658240" behindDoc="0" locked="0" layoutInCell="1" allowOverlap="1" wp14:anchorId="3AF693EC" wp14:editId="20959403">
            <wp:simplePos x="0" y="0"/>
            <wp:positionH relativeFrom="column">
              <wp:posOffset>245617</wp:posOffset>
            </wp:positionH>
            <wp:positionV relativeFrom="paragraph">
              <wp:posOffset>1065257</wp:posOffset>
            </wp:positionV>
            <wp:extent cx="3738245" cy="2447925"/>
            <wp:effectExtent l="0" t="0" r="0" b="9525"/>
            <wp:wrapTopAndBottom/>
            <wp:docPr id="2" name="Afbeelding 2" descr="C:\Users\shann_000\Pictures\Saved Pictures\IMG_20160208_15332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Pictures\Saved Pictures\IMG_20160208_153322 (2).jpg"/>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bright="14000" contrast="41000"/>
                              </a14:imgEffect>
                            </a14:imgLayer>
                          </a14:imgProps>
                        </a:ext>
                        <a:ext uri="{28A0092B-C50C-407E-A947-70E740481C1C}">
                          <a14:useLocalDpi xmlns:a14="http://schemas.microsoft.com/office/drawing/2010/main" val="0"/>
                        </a:ext>
                      </a:extLst>
                    </a:blip>
                    <a:srcRect/>
                    <a:stretch>
                      <a:fillRect/>
                    </a:stretch>
                  </pic:blipFill>
                  <pic:spPr bwMode="auto">
                    <a:xfrm>
                      <a:off x="0" y="0"/>
                      <a:ext cx="373824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BE0B9E">
        <w:rPr>
          <w:noProof/>
        </w:rPr>
        <mc:AlternateContent>
          <mc:Choice Requires="wps">
            <w:drawing>
              <wp:anchor distT="0" distB="0" distL="114300" distR="114300" simplePos="0" relativeHeight="251660288" behindDoc="0" locked="0" layoutInCell="1" allowOverlap="1" wp14:anchorId="71C959AD" wp14:editId="5482244D">
                <wp:simplePos x="0" y="0"/>
                <wp:positionH relativeFrom="page">
                  <wp:posOffset>4948057</wp:posOffset>
                </wp:positionH>
                <wp:positionV relativeFrom="paragraph">
                  <wp:posOffset>3180908</wp:posOffset>
                </wp:positionV>
                <wp:extent cx="821690" cy="635"/>
                <wp:effectExtent l="0" t="0" r="0" b="0"/>
                <wp:wrapTopAndBottom/>
                <wp:docPr id="1" name="Tekstvak 1"/>
                <wp:cNvGraphicFramePr/>
                <a:graphic xmlns:a="http://schemas.openxmlformats.org/drawingml/2006/main">
                  <a:graphicData uri="http://schemas.microsoft.com/office/word/2010/wordprocessingShape">
                    <wps:wsp>
                      <wps:cNvSpPr txBox="1"/>
                      <wps:spPr>
                        <a:xfrm>
                          <a:off x="0" y="0"/>
                          <a:ext cx="821690" cy="635"/>
                        </a:xfrm>
                        <a:prstGeom prst="rect">
                          <a:avLst/>
                        </a:prstGeom>
                        <a:solidFill>
                          <a:prstClr val="white"/>
                        </a:solidFill>
                        <a:ln>
                          <a:noFill/>
                        </a:ln>
                      </wps:spPr>
                      <wps:txbx>
                        <w:txbxContent>
                          <w:p w:rsidR="00BE0B9E" w:rsidRPr="007352C8" w:rsidRDefault="00BE0B9E" w:rsidP="00BE0B9E">
                            <w:pPr>
                              <w:pStyle w:val="Bijschrift"/>
                              <w:rPr>
                                <w:noProof/>
                              </w:rPr>
                            </w:pPr>
                            <w:r>
                              <w:t xml:space="preserve">Afbeelding </w:t>
                            </w:r>
                            <w:ins w:id="5" w:author="julia.rt@outlook.com" w:date="2016-02-12T10:28:00Z">
                              <w:r w:rsidR="006477C4">
                                <w:fldChar w:fldCharType="begin"/>
                              </w:r>
                              <w:r w:rsidR="006477C4">
                                <w:instrText xml:space="preserve"> SEQ Afbeelding \* ARABIC </w:instrText>
                              </w:r>
                            </w:ins>
                            <w:r w:rsidR="006477C4">
                              <w:fldChar w:fldCharType="separate"/>
                            </w:r>
                            <w:ins w:id="6" w:author="julia.rt@outlook.com" w:date="2016-02-12T10:30:00Z">
                              <w:r w:rsidR="006477C4">
                                <w:rPr>
                                  <w:noProof/>
                                </w:rPr>
                                <w:t>2</w:t>
                              </w:r>
                            </w:ins>
                            <w:ins w:id="7" w:author="julia.rt@outlook.com" w:date="2016-02-12T10:28:00Z">
                              <w:r w:rsidR="006477C4">
                                <w:fldChar w:fldCharType="end"/>
                              </w:r>
                            </w:ins>
                            <w:del w:id="8" w:author="julia.rt@outlook.com" w:date="2016-02-12T10:28:00Z">
                              <w:r w:rsidR="00580A98" w:rsidDel="006477C4">
                                <w:fldChar w:fldCharType="begin"/>
                              </w:r>
                              <w:r w:rsidR="00580A98" w:rsidDel="006477C4">
                                <w:delInstrText xml:space="preserve"> SEQ Afbeelding \* ARABIC </w:delInstrText>
                              </w:r>
                              <w:r w:rsidR="00580A98" w:rsidDel="006477C4">
                                <w:fldChar w:fldCharType="separate"/>
                              </w:r>
                              <w:r w:rsidR="00580A98" w:rsidDel="006477C4">
                                <w:rPr>
                                  <w:noProof/>
                                </w:rPr>
                                <w:delText>2</w:delText>
                              </w:r>
                              <w:r w:rsidR="00580A98" w:rsidDel="006477C4">
                                <w:fldChar w:fldCharType="end"/>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C959AD" id="_x0000_t202" coordsize="21600,21600" o:spt="202" path="m,l,21600r21600,l21600,xe">
                <v:stroke joinstyle="miter"/>
                <v:path gradientshapeok="t" o:connecttype="rect"/>
              </v:shapetype>
              <v:shape id="Tekstvak 1" o:spid="_x0000_s1026" type="#_x0000_t202" style="position:absolute;left:0;text-align:left;margin-left:389.6pt;margin-top:250.45pt;width:64.7pt;height:.05pt;z-index:2516602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" stroked="f">
                <v:textbox style="mso-fit-shape-to-text:t" inset="0,0,0,0">
                  <w:txbxContent>
                    <w:p w:rsidR="00BE0B9E" w:rsidRPr="007352C8" w:rsidRDefault="00BE0B9E" w:rsidP="00BE0B9E">
                      <w:pPr>
                        <w:pStyle w:val="Bijschrift"/>
                        <w:rPr>
                          <w:noProof/>
                        </w:rPr>
                      </w:pPr>
                      <w:r>
                        <w:t xml:space="preserve">Afbeelding </w:t>
                      </w:r>
                      <w:ins w:id="9" w:author="julia.rt@outlook.com" w:date="2016-02-12T10:28:00Z">
                        <w:r w:rsidR="006477C4">
                          <w:fldChar w:fldCharType="begin"/>
                        </w:r>
                        <w:r w:rsidR="006477C4">
                          <w:instrText xml:space="preserve"> SEQ Afbeelding \* ARABIC </w:instrText>
                        </w:r>
                      </w:ins>
                      <w:r w:rsidR="006477C4">
                        <w:fldChar w:fldCharType="separate"/>
                      </w:r>
                      <w:ins w:id="10" w:author="julia.rt@outlook.com" w:date="2016-02-12T10:30:00Z">
                        <w:r w:rsidR="006477C4">
                          <w:rPr>
                            <w:noProof/>
                          </w:rPr>
                          <w:t>2</w:t>
                        </w:r>
                      </w:ins>
                      <w:ins w:id="11" w:author="julia.rt@outlook.com" w:date="2016-02-12T10:28:00Z">
                        <w:r w:rsidR="006477C4">
                          <w:fldChar w:fldCharType="end"/>
                        </w:r>
                      </w:ins>
                      <w:del w:id="12" w:author="julia.rt@outlook.com" w:date="2016-02-12T10:28:00Z">
                        <w:r w:rsidR="00580A98" w:rsidDel="006477C4">
                          <w:fldChar w:fldCharType="begin"/>
                        </w:r>
                        <w:r w:rsidR="00580A98" w:rsidDel="006477C4">
                          <w:delInstrText xml:space="preserve"> SEQ Afbeelding \* ARABIC </w:delInstrText>
                        </w:r>
                        <w:r w:rsidR="00580A98" w:rsidDel="006477C4">
                          <w:fldChar w:fldCharType="separate"/>
                        </w:r>
                        <w:r w:rsidR="00580A98" w:rsidDel="006477C4">
                          <w:rPr>
                            <w:noProof/>
                          </w:rPr>
                          <w:delText>2</w:delText>
                        </w:r>
                        <w:r w:rsidR="00580A98" w:rsidDel="006477C4">
                          <w:fldChar w:fldCharType="end"/>
                        </w:r>
                      </w:del>
                    </w:p>
                  </w:txbxContent>
                </v:textbox>
                <w10:wrap type="topAndBottom" anchorx="page"/>
              </v:shape>
            </w:pict>
          </mc:Fallback>
        </mc:AlternateContent>
      </w:r>
      <w:r w:rsidR="00E63FB6">
        <w:t xml:space="preserve">De </w:t>
      </w:r>
      <w:r w:rsidR="00E63FB6" w:rsidRPr="00580A98">
        <w:rPr>
          <w:color w:val="FF0000"/>
        </w:rPr>
        <w:t>grafiek</w:t>
      </w:r>
      <w:r w:rsidRPr="00580A98">
        <w:rPr>
          <w:color w:val="FF0000"/>
        </w:rPr>
        <w:t xml:space="preserve"> in afbeelding 2</w:t>
      </w:r>
      <w:r w:rsidR="00E63FB6" w:rsidRPr="00580A98">
        <w:rPr>
          <w:color w:val="FF0000"/>
        </w:rPr>
        <w:t xml:space="preserve"> </w:t>
      </w:r>
      <w:r w:rsidR="00E63FB6">
        <w:t xml:space="preserve">is een staafdiagram. Op de tijdlijn bovenaan de grafiek kan je kiezen van welk jaar je de gegevens wilt zien. Wanneer er op een jaar geklikt wordt krijg je alle data van dat jaar met op de x-as de verschillende instituten en op de y-as een schaal passend voor dat jaar. ‘Passend’ betekent dat de hoogste waarde van de schaal gelijk is aan de hoogste schatting van de populatie voor dat jaar. Op deze manieren zijn de relatieve verschillen goed zichtbaar. </w:t>
      </w:r>
    </w:p>
    <w:p w:rsidR="00DD700E" w:rsidRDefault="00580A98" w:rsidP="00DC5C60">
      <w:pPr>
        <w:pStyle w:val="Lijstalinea"/>
        <w:numPr>
          <w:ilvl w:val="0"/>
          <w:numId w:val="7"/>
        </w:numPr>
      </w:pPr>
      <w:r>
        <w:rPr>
          <w:noProof/>
        </w:rPr>
        <w:lastRenderedPageBreak/>
        <mc:AlternateContent>
          <mc:Choice Requires="wps">
            <w:drawing>
              <wp:anchor distT="0" distB="0" distL="114300" distR="114300" simplePos="0" relativeHeight="251667456" behindDoc="1" locked="0" layoutInCell="1" allowOverlap="1" wp14:anchorId="499D1429" wp14:editId="2A1B4548">
                <wp:simplePos x="0" y="0"/>
                <wp:positionH relativeFrom="column">
                  <wp:posOffset>4788792</wp:posOffset>
                </wp:positionH>
                <wp:positionV relativeFrom="paragraph">
                  <wp:posOffset>1050499</wp:posOffset>
                </wp:positionV>
                <wp:extent cx="647700" cy="190500"/>
                <wp:effectExtent l="0" t="0" r="0" b="0"/>
                <wp:wrapTight wrapText="bothSides">
                  <wp:wrapPolygon edited="0">
                    <wp:start x="0" y="0"/>
                    <wp:lineTo x="0" y="19440"/>
                    <wp:lineTo x="20965" y="19440"/>
                    <wp:lineTo x="20965" y="0"/>
                    <wp:lineTo x="0" y="0"/>
                  </wp:wrapPolygon>
                </wp:wrapTight>
                <wp:docPr id="10" name="Tekstvak 10"/>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rsidR="00580A98" w:rsidRPr="006852B1" w:rsidRDefault="00580A98" w:rsidP="00580A98">
                            <w:pPr>
                              <w:pStyle w:val="Bijschrift"/>
                            </w:pPr>
                            <w:r>
                              <w:t xml:space="preserve">Afbeelding </w:t>
                            </w:r>
                            <w:ins w:id="13" w:author="julia.rt@outlook.com" w:date="2016-02-12T10:28:00Z">
                              <w:r w:rsidR="006477C4">
                                <w:fldChar w:fldCharType="begin"/>
                              </w:r>
                              <w:r w:rsidR="006477C4">
                                <w:instrText xml:space="preserve"> SEQ Afbeelding \* ARABIC </w:instrText>
                              </w:r>
                            </w:ins>
                            <w:r w:rsidR="006477C4">
                              <w:fldChar w:fldCharType="separate"/>
                            </w:r>
                            <w:ins w:id="14" w:author="julia.rt@outlook.com" w:date="2016-02-12T10:30:00Z">
                              <w:r w:rsidR="006477C4">
                                <w:rPr>
                                  <w:noProof/>
                                </w:rPr>
                                <w:t>3</w:t>
                              </w:r>
                            </w:ins>
                            <w:ins w:id="15" w:author="julia.rt@outlook.com" w:date="2016-02-12T10:28:00Z">
                              <w:r w:rsidR="006477C4">
                                <w:fldChar w:fldCharType="end"/>
                              </w:r>
                            </w:ins>
                            <w:del w:id="16" w:author="julia.rt@outlook.com" w:date="2016-02-12T10:28:00Z">
                              <w:r w:rsidDel="006477C4">
                                <w:fldChar w:fldCharType="begin"/>
                              </w:r>
                              <w:r w:rsidDel="006477C4">
                                <w:delInstrText xml:space="preserve"> SEQ Afbeelding \* ARABIC </w:delInstrText>
                              </w:r>
                              <w:r w:rsidDel="006477C4">
                                <w:fldChar w:fldCharType="separate"/>
                              </w:r>
                              <w:r w:rsidDel="006477C4">
                                <w:rPr>
                                  <w:noProof/>
                                </w:rPr>
                                <w:delText>3</w:delText>
                              </w:r>
                              <w:r w:rsidDel="006477C4">
                                <w:fldChar w:fldCharType="end"/>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1429" id="Tekstvak 10" o:spid="_x0000_s1027" type="#_x0000_t202" style="position:absolute;left:0;text-align:left;margin-left:377.05pt;margin-top:82.7pt;width:51pt;height: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" stroked="f">
                <v:textbox inset="0,0,0,0">
                  <w:txbxContent>
                    <w:p w:rsidR="00580A98" w:rsidRPr="006852B1" w:rsidRDefault="00580A98" w:rsidP="00580A98">
                      <w:pPr>
                        <w:pStyle w:val="Bijschrift"/>
                      </w:pPr>
                      <w:r>
                        <w:t xml:space="preserve">Afbeelding </w:t>
                      </w:r>
                      <w:ins w:id="17" w:author="julia.rt@outlook.com" w:date="2016-02-12T10:28:00Z">
                        <w:r w:rsidR="006477C4">
                          <w:fldChar w:fldCharType="begin"/>
                        </w:r>
                        <w:r w:rsidR="006477C4">
                          <w:instrText xml:space="preserve"> SEQ Afbeelding \* ARABIC </w:instrText>
                        </w:r>
                      </w:ins>
                      <w:r w:rsidR="006477C4">
                        <w:fldChar w:fldCharType="separate"/>
                      </w:r>
                      <w:ins w:id="18" w:author="julia.rt@outlook.com" w:date="2016-02-12T10:30:00Z">
                        <w:r w:rsidR="006477C4">
                          <w:rPr>
                            <w:noProof/>
                          </w:rPr>
                          <w:t>3</w:t>
                        </w:r>
                      </w:ins>
                      <w:ins w:id="19" w:author="julia.rt@outlook.com" w:date="2016-02-12T10:28:00Z">
                        <w:r w:rsidR="006477C4">
                          <w:fldChar w:fldCharType="end"/>
                        </w:r>
                      </w:ins>
                      <w:del w:id="20" w:author="julia.rt@outlook.com" w:date="2016-02-12T10:28:00Z">
                        <w:r w:rsidDel="006477C4">
                          <w:fldChar w:fldCharType="begin"/>
                        </w:r>
                        <w:r w:rsidDel="006477C4">
                          <w:delInstrText xml:space="preserve"> SEQ Afbeelding \* ARABIC </w:delInstrText>
                        </w:r>
                        <w:r w:rsidDel="006477C4">
                          <w:fldChar w:fldCharType="separate"/>
                        </w:r>
                        <w:r w:rsidDel="006477C4">
                          <w:rPr>
                            <w:noProof/>
                          </w:rPr>
                          <w:delText>3</w:delText>
                        </w:r>
                        <w:r w:rsidDel="006477C4">
                          <w:fldChar w:fldCharType="end"/>
                        </w:r>
                      </w:del>
                    </w:p>
                  </w:txbxContent>
                </v:textbox>
                <w10:wrap type="tight"/>
              </v:shape>
            </w:pict>
          </mc:Fallback>
        </mc:AlternateContent>
      </w:r>
      <w:r w:rsidR="00E601CF">
        <w:t xml:space="preserve">De </w:t>
      </w:r>
      <w:r w:rsidR="00E601CF" w:rsidRPr="00580A98">
        <w:rPr>
          <w:color w:val="FF0000"/>
        </w:rPr>
        <w:t xml:space="preserve">grafiek </w:t>
      </w:r>
      <w:r w:rsidRPr="00580A98">
        <w:rPr>
          <w:color w:val="FF0000"/>
        </w:rPr>
        <w:t xml:space="preserve">in afbeelding 3 </w:t>
      </w:r>
      <w:r w:rsidR="00E601CF">
        <w:t>heeft e</w:t>
      </w:r>
      <w:r w:rsidR="00DD700E">
        <w:t>en lineair geschaalde y</w:t>
      </w:r>
      <w:r w:rsidR="00771883">
        <w:t>- as</w:t>
      </w:r>
      <w:r w:rsidR="00E601CF">
        <w:t>, met daarop de populatiegrootte en een</w:t>
      </w:r>
      <w:r w:rsidR="00771883">
        <w:t xml:space="preserve"> </w:t>
      </w:r>
      <w:r w:rsidR="00E601CF">
        <w:t>x-</w:t>
      </w:r>
      <w:r w:rsidR="00DD700E">
        <w:t xml:space="preserve">as waarop alle jaren staan. </w:t>
      </w:r>
      <w:r w:rsidR="00E601CF">
        <w:t xml:space="preserve">Het voordeel van een lineair geschaalde y-as is dat de groei van de bevolking duidelijk is weer te geven. Daarnaast is de y-as makkelijk af te lezen.  </w:t>
      </w:r>
      <w:r w:rsidR="0038796D">
        <w:t xml:space="preserve">De data wordt </w:t>
      </w:r>
      <w:r w:rsidR="00E601CF">
        <w:t xml:space="preserve">in deze grafiek weergeven met stippen en </w:t>
      </w:r>
      <w:r w:rsidR="0038796D">
        <w:t xml:space="preserve">ieder onderzoek </w:t>
      </w:r>
      <w:r w:rsidR="00E601CF">
        <w:t xml:space="preserve">heeft </w:t>
      </w:r>
      <w:r w:rsidR="0038796D">
        <w:t xml:space="preserve">een eigen kleur. </w:t>
      </w:r>
      <w:r w:rsidR="00E601CF">
        <w:t xml:space="preserve">We hebben gekozen voor stippen omdat je zo duidelijk kan weergeven hoeveel datapunten ieder onderzoek heeft.  </w:t>
      </w:r>
      <w:r>
        <w:br/>
      </w:r>
    </w:p>
    <w:p w:rsidR="00771883" w:rsidRDefault="00580A98" w:rsidP="00DD700E">
      <w:r w:rsidRPr="002371E7">
        <w:rPr>
          <w:noProof/>
          <w:lang w:eastAsia="nl-NL"/>
        </w:rPr>
        <w:drawing>
          <wp:anchor distT="0" distB="0" distL="114300" distR="114300" simplePos="0" relativeHeight="251661312" behindDoc="1" locked="0" layoutInCell="1" allowOverlap="1" wp14:anchorId="3F5B0E64" wp14:editId="2343F3E3">
            <wp:simplePos x="0" y="0"/>
            <wp:positionH relativeFrom="column">
              <wp:posOffset>268879</wp:posOffset>
            </wp:positionH>
            <wp:positionV relativeFrom="paragraph">
              <wp:posOffset>81915</wp:posOffset>
            </wp:positionV>
            <wp:extent cx="5104130" cy="3829050"/>
            <wp:effectExtent l="0" t="0" r="1270" b="0"/>
            <wp:wrapTight wrapText="bothSides">
              <wp:wrapPolygon edited="0">
                <wp:start x="0" y="0"/>
                <wp:lineTo x="0" y="21493"/>
                <wp:lineTo x="21525" y="21493"/>
                <wp:lineTo x="21525" y="0"/>
                <wp:lineTo x="0" y="0"/>
              </wp:wrapPolygon>
            </wp:wrapTight>
            <wp:docPr id="7" name="Afbeelding 7" descr="C:\Users\shann_000\Documents\GitHub\Data-Processing-B1\foto's\IMG_20160210_124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n_000\Documents\GitHub\Data-Processing-B1\foto's\IMG_20160210_124841.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5000" contrast="36000"/>
                              </a14:imgEffect>
                            </a14:imgLayer>
                          </a14:imgProps>
                        </a:ext>
                        <a:ext uri="{28A0092B-C50C-407E-A947-70E740481C1C}">
                          <a14:useLocalDpi xmlns:a14="http://schemas.microsoft.com/office/drawing/2010/main" val="0"/>
                        </a:ext>
                      </a:extLst>
                    </a:blip>
                    <a:srcRect/>
                    <a:stretch>
                      <a:fillRect/>
                    </a:stretch>
                  </pic:blipFill>
                  <pic:spPr bwMode="auto">
                    <a:xfrm>
                      <a:off x="0" y="0"/>
                      <a:ext cx="5104130" cy="3829050"/>
                    </a:xfrm>
                    <a:prstGeom prst="rect">
                      <a:avLst/>
                    </a:prstGeom>
                    <a:noFill/>
                    <a:ln>
                      <a:noFill/>
                    </a:ln>
                  </pic:spPr>
                </pic:pic>
              </a:graphicData>
            </a:graphic>
          </wp:anchor>
        </w:drawing>
      </w:r>
    </w:p>
    <w:p w:rsidR="00580A98" w:rsidRDefault="00E601CF" w:rsidP="00580A98">
      <w:pPr>
        <w:pStyle w:val="Lijstalinea"/>
        <w:numPr>
          <w:ilvl w:val="0"/>
          <w:numId w:val="7"/>
        </w:numPr>
      </w:pPr>
      <w:r>
        <w:t>Grafiek vier laat met behulp van bollen de populatiegrootte zien. Wanneer men op een bol klikt ziet men de populatieverdeling over de verschillende continenten. Deze grafiek is visueel aantrekkelijker dan een lijn- of staafdiagraam. Je ziet direct dat de populatie groter is geworden, omdat de bol ook groter is geworden.</w:t>
      </w:r>
      <w:r w:rsidR="00580A98" w:rsidRPr="00580A98">
        <w:rPr>
          <w:noProof/>
          <w:lang w:eastAsia="nl-NL"/>
        </w:rPr>
        <w:t xml:space="preserve"> </w:t>
      </w:r>
    </w:p>
    <w:p w:rsidR="00580A98" w:rsidRDefault="00580A98" w:rsidP="00580A98">
      <w:pPr>
        <w:pStyle w:val="Lijstalinea"/>
      </w:pPr>
      <w:r>
        <w:rPr>
          <w:noProof/>
        </w:rPr>
        <mc:AlternateContent>
          <mc:Choice Requires="wps">
            <w:drawing>
              <wp:anchor distT="0" distB="0" distL="114300" distR="114300" simplePos="0" relativeHeight="251665408" behindDoc="1" locked="0" layoutInCell="1" allowOverlap="1" wp14:anchorId="2351E219" wp14:editId="175B975A">
                <wp:simplePos x="0" y="0"/>
                <wp:positionH relativeFrom="margin">
                  <wp:align>right</wp:align>
                </wp:positionH>
                <wp:positionV relativeFrom="paragraph">
                  <wp:posOffset>91231</wp:posOffset>
                </wp:positionV>
                <wp:extent cx="659130" cy="149860"/>
                <wp:effectExtent l="0" t="0" r="7620" b="2540"/>
                <wp:wrapTight wrapText="bothSides">
                  <wp:wrapPolygon edited="0">
                    <wp:start x="0" y="0"/>
                    <wp:lineTo x="0" y="19220"/>
                    <wp:lineTo x="21225" y="19220"/>
                    <wp:lineTo x="21225" y="0"/>
                    <wp:lineTo x="0" y="0"/>
                  </wp:wrapPolygon>
                </wp:wrapTight>
                <wp:docPr id="3" name="Tekstvak 3"/>
                <wp:cNvGraphicFramePr/>
                <a:graphic xmlns:a="http://schemas.openxmlformats.org/drawingml/2006/main">
                  <a:graphicData uri="http://schemas.microsoft.com/office/word/2010/wordprocessingShape">
                    <wps:wsp>
                      <wps:cNvSpPr txBox="1"/>
                      <wps:spPr>
                        <a:xfrm>
                          <a:off x="0" y="0"/>
                          <a:ext cx="659130" cy="149860"/>
                        </a:xfrm>
                        <a:prstGeom prst="rect">
                          <a:avLst/>
                        </a:prstGeom>
                        <a:solidFill>
                          <a:prstClr val="white"/>
                        </a:solidFill>
                        <a:ln>
                          <a:noFill/>
                        </a:ln>
                      </wps:spPr>
                      <wps:txbx>
                        <w:txbxContent>
                          <w:p w:rsidR="00580A98" w:rsidRPr="00031FE5" w:rsidRDefault="00580A98" w:rsidP="00580A98">
                            <w:pPr>
                              <w:pStyle w:val="Bijschrift"/>
                              <w:rPr>
                                <w:noProof/>
                              </w:rPr>
                            </w:pPr>
                            <w:r>
                              <w:t>Afbeelding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1E219" id="Tekstvak 3" o:spid="_x0000_s1028" type="#_x0000_t202" style="position:absolute;left:0;text-align:left;margin-left:.7pt;margin-top:7.2pt;width:51.9pt;height:11.8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" stroked="f">
                <v:textbox inset="0,0,0,0">
                  <w:txbxContent>
                    <w:p w:rsidR="00580A98" w:rsidRPr="00031FE5" w:rsidRDefault="00580A98" w:rsidP="00580A98">
                      <w:pPr>
                        <w:pStyle w:val="Bijschrift"/>
                        <w:rPr>
                          <w:noProof/>
                        </w:rPr>
                      </w:pPr>
                      <w:r>
                        <w:t>Afbeelding 4</w:t>
                      </w:r>
                    </w:p>
                  </w:txbxContent>
                </v:textbox>
                <w10:wrap type="tight" anchorx="margin"/>
              </v:shape>
            </w:pict>
          </mc:Fallback>
        </mc:AlternateContent>
      </w:r>
      <w:r>
        <w:rPr>
          <w:noProof/>
          <w:lang w:eastAsia="nl-NL"/>
        </w:rPr>
        <w:drawing>
          <wp:anchor distT="0" distB="0" distL="114300" distR="114300" simplePos="0" relativeHeight="251663360" behindDoc="1" locked="0" layoutInCell="1" allowOverlap="1" wp14:anchorId="56733D4A" wp14:editId="1E032C88">
            <wp:simplePos x="0" y="0"/>
            <wp:positionH relativeFrom="column">
              <wp:posOffset>163830</wp:posOffset>
            </wp:positionH>
            <wp:positionV relativeFrom="paragraph">
              <wp:posOffset>285750</wp:posOffset>
            </wp:positionV>
            <wp:extent cx="2506345" cy="2423795"/>
            <wp:effectExtent l="3175" t="0" r="0" b="0"/>
            <wp:wrapTight wrapText="bothSides">
              <wp:wrapPolygon edited="0">
                <wp:start x="27" y="21628"/>
                <wp:lineTo x="21370" y="21628"/>
                <wp:lineTo x="21370" y="238"/>
                <wp:lineTo x="27" y="238"/>
                <wp:lineTo x="27" y="21628"/>
              </wp:wrapPolygon>
            </wp:wrapTight>
            <wp:docPr id="5" name="IMG_1725.JPG"/>
            <wp:cNvGraphicFramePr/>
            <a:graphic xmlns:a="http://schemas.openxmlformats.org/drawingml/2006/main">
              <a:graphicData uri="http://schemas.openxmlformats.org/drawingml/2006/picture">
                <pic:pic xmlns:pic="http://schemas.openxmlformats.org/drawingml/2006/picture">
                  <pic:nvPicPr>
                    <pic:cNvPr id="3" name="IMG_1725.JPG"/>
                    <pic:cNvPicPr/>
                  </pic:nvPicPr>
                  <pic:blipFill rotWithShape="1">
                    <a:blip r:embed="rId11" cstate="print">
                      <a:extLst>
                        <a:ext uri="{28A0092B-C50C-407E-A947-70E740481C1C}">
                          <a14:useLocalDpi xmlns:a14="http://schemas.microsoft.com/office/drawing/2010/main" val="0"/>
                        </a:ext>
                      </a:extLst>
                    </a:blip>
                    <a:srcRect l="11084" t="4882" r="20607" b="11628"/>
                    <a:stretch/>
                  </pic:blipFill>
                  <pic:spPr bwMode="auto">
                    <a:xfrm rot="5400000">
                      <a:off x="0" y="0"/>
                      <a:ext cx="2506345" cy="2423795"/>
                    </a:xfrm>
                    <a:prstGeom prst="rect">
                      <a:avLst/>
                    </a:prstGeom>
                    <a:ln>
                      <a:noFill/>
                    </a:ln>
                    <a:extLst>
                      <a:ext uri="{53640926-AAD7-44D8-BBD7-CCE9431645EC}">
                        <a14:shadowObscured xmlns:a14="http://schemas.microsoft.com/office/drawing/2010/main"/>
                      </a:ext>
                    </a:extLst>
                  </pic:spPr>
                </pic:pic>
              </a:graphicData>
            </a:graphic>
          </wp:anchor>
        </w:drawing>
      </w:r>
    </w:p>
    <w:p w:rsidR="009421A5" w:rsidRDefault="00E601CF" w:rsidP="00580A98">
      <w:r>
        <w:t xml:space="preserve"> </w:t>
      </w:r>
    </w:p>
    <w:p w:rsidR="009421A5" w:rsidRDefault="00580A98" w:rsidP="00DD700E">
      <w:r>
        <w:rPr>
          <w:noProof/>
          <w:lang w:eastAsia="nl-NL"/>
        </w:rPr>
        <w:drawing>
          <wp:anchor distT="0" distB="0" distL="114300" distR="114300" simplePos="0" relativeHeight="251662336" behindDoc="1" locked="0" layoutInCell="1" allowOverlap="1" wp14:anchorId="129277D2" wp14:editId="180B76A7">
            <wp:simplePos x="0" y="0"/>
            <wp:positionH relativeFrom="margin">
              <wp:align>right</wp:align>
            </wp:positionH>
            <wp:positionV relativeFrom="paragraph">
              <wp:posOffset>-325120</wp:posOffset>
            </wp:positionV>
            <wp:extent cx="2441575" cy="2567305"/>
            <wp:effectExtent l="0" t="5715" r="0" b="0"/>
            <wp:wrapTight wrapText="bothSides">
              <wp:wrapPolygon edited="0">
                <wp:start x="-51" y="21552"/>
                <wp:lineTo x="21353" y="21552"/>
                <wp:lineTo x="21353" y="235"/>
                <wp:lineTo x="-51" y="235"/>
                <wp:lineTo x="-51" y="21552"/>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728.JPG"/>
                    <pic:cNvPicPr/>
                  </pic:nvPicPr>
                  <pic:blipFill rotWithShape="1">
                    <a:blip r:embed="rId12" cstate="print">
                      <a:extLst>
                        <a:ext uri="{BEBA8EAE-BF5A-486C-A8C5-ECC9F3942E4B}">
                          <a14:imgProps xmlns:a14="http://schemas.microsoft.com/office/drawing/2010/main">
                            <a14:imgLayer r:embed="rId13">
                              <a14:imgEffect>
                                <a14:brightnessContrast bright="13000" contrast="50000"/>
                              </a14:imgEffect>
                            </a14:imgLayer>
                          </a14:imgProps>
                        </a:ext>
                        <a:ext uri="{28A0092B-C50C-407E-A947-70E740481C1C}">
                          <a14:useLocalDpi xmlns:a14="http://schemas.microsoft.com/office/drawing/2010/main" val="0"/>
                        </a:ext>
                      </a:extLst>
                    </a:blip>
                    <a:srcRect l="12746" r="21021" b="6773"/>
                    <a:stretch/>
                  </pic:blipFill>
                  <pic:spPr bwMode="auto">
                    <a:xfrm rot="5400000">
                      <a:off x="0" y="0"/>
                      <a:ext cx="2441575" cy="2567305"/>
                    </a:xfrm>
                    <a:prstGeom prst="rect">
                      <a:avLst/>
                    </a:prstGeom>
                    <a:ln>
                      <a:noFill/>
                    </a:ln>
                    <a:extLst>
                      <a:ext uri="{53640926-AAD7-44D8-BBD7-CCE9431645EC}">
                        <a14:shadowObscured xmlns:a14="http://schemas.microsoft.com/office/drawing/2010/main"/>
                      </a:ext>
                    </a:extLst>
                  </pic:spPr>
                </pic:pic>
              </a:graphicData>
            </a:graphic>
          </wp:anchor>
        </w:drawing>
      </w:r>
    </w:p>
    <w:p w:rsidR="00DD700E" w:rsidRDefault="006477C4" w:rsidP="006477C4">
      <w:pPr>
        <w:pStyle w:val="Kop1"/>
        <w:pPrChange w:id="21" w:author="julia.rt@outlook.com" w:date="2016-02-12T10:30:00Z">
          <w:pPr>
            <w:pStyle w:val="Kop1"/>
            <w:numPr>
              <w:numId w:val="7"/>
            </w:numPr>
            <w:ind w:left="360" w:hanging="360"/>
          </w:pPr>
        </w:pPrChange>
      </w:pPr>
      <w:ins w:id="22" w:author="julia.rt@outlook.com" w:date="2016-02-12T10:30:00Z">
        <w:r>
          <w:lastRenderedPageBreak/>
          <w:t xml:space="preserve">3. </w:t>
        </w:r>
      </w:ins>
      <w:bookmarkStart w:id="23" w:name="_GoBack"/>
      <w:bookmarkEnd w:id="23"/>
      <w:r w:rsidR="00CB6DEA">
        <w:t>Discussie</w:t>
      </w:r>
    </w:p>
    <w:p w:rsidR="0070444F" w:rsidRDefault="00580A98" w:rsidP="00CB6DEA">
      <w:r>
        <w:br/>
      </w:r>
      <w:r>
        <w:rPr>
          <w:b/>
        </w:rPr>
        <w:t>Welke grafische weergaves niet?</w:t>
      </w:r>
      <w:r>
        <w:br/>
      </w:r>
      <w:r w:rsidR="00F21807">
        <w:t xml:space="preserve">We </w:t>
      </w:r>
      <w:r w:rsidR="00AA411B">
        <w:t>bespreken eerst waarom we sommige</w:t>
      </w:r>
      <w:r w:rsidR="00F21807">
        <w:t xml:space="preserve"> grafi</w:t>
      </w:r>
      <w:r>
        <w:t xml:space="preserve">eken niet gaan gebruiken. </w:t>
      </w:r>
      <w:r w:rsidR="00AA411B">
        <w:t xml:space="preserve">Ten eerste gebruiken we grafiek 1 niet. </w:t>
      </w:r>
      <w:r w:rsidR="0070444F">
        <w:t>Het belangrijk</w:t>
      </w:r>
      <w:r w:rsidR="00F21807">
        <w:t xml:space="preserve"> nadeel van de eerste grafiek is dat je de groei niet goed kan zien</w:t>
      </w:r>
      <w:r w:rsidR="0070444F">
        <w:t>, dit komt door de geschaalde as</w:t>
      </w:r>
      <w:r w:rsidR="00F21807">
        <w:t xml:space="preserve">. Daarnaast trek je een lijn tussen verschillende datapunten terwijl het aantal datapunten per onderzoek verschilt. </w:t>
      </w:r>
      <w:r>
        <w:tab/>
      </w:r>
      <w:r>
        <w:br/>
      </w:r>
      <w:r>
        <w:tab/>
      </w:r>
      <w:r w:rsidR="0070444F">
        <w:t xml:space="preserve">De derde grafiek gebruiken we </w:t>
      </w:r>
      <w:r w:rsidR="00AA411B">
        <w:t xml:space="preserve">ook </w:t>
      </w:r>
      <w:r w:rsidR="0070444F">
        <w:t>niet</w:t>
      </w:r>
      <w:r w:rsidR="00AA411B">
        <w:t>. Dit komt door</w:t>
      </w:r>
      <w:r w:rsidR="0070444F">
        <w:t>dat de stippen</w:t>
      </w:r>
      <w:r w:rsidR="00AA411B">
        <w:t xml:space="preserve"> erg moeilijk leesbaar zijn. De oorzaak hiervoor is dat</w:t>
      </w:r>
      <w:r w:rsidR="0070444F">
        <w:t xml:space="preserve"> er erg veel datapunten zijn. Daarnaast zijn door de lineair geschaalde y-as de relatieve verschillen tussen de schattingen niet goed te zien aan het begin van de grafiek. </w:t>
      </w:r>
      <w:r>
        <w:br/>
      </w:r>
      <w:r>
        <w:tab/>
      </w:r>
      <w:r w:rsidR="0070444F">
        <w:t xml:space="preserve">De vierde grafiek gebruiken we niet, omdat we hier niet goed de verschillen tussen de partijen in kunnen laten zien. </w:t>
      </w:r>
    </w:p>
    <w:p w:rsidR="00AA411B" w:rsidRDefault="00580A98" w:rsidP="00CB6DEA">
      <w:r>
        <w:br/>
      </w:r>
      <w:r>
        <w:rPr>
          <w:b/>
        </w:rPr>
        <w:t>Welke grafische weergave wel?</w:t>
      </w:r>
      <w:r>
        <w:br/>
      </w:r>
      <w:r w:rsidR="0070444F">
        <w:t>We kie</w:t>
      </w:r>
      <w:r w:rsidR="00AA411B">
        <w:t>zen ervoor</w:t>
      </w:r>
      <w:r w:rsidR="0070444F">
        <w:t xml:space="preserve"> om de tweede grafiek</w:t>
      </w:r>
      <w:r w:rsidR="00AA411B">
        <w:t xml:space="preserve"> wel</w:t>
      </w:r>
      <w:r w:rsidR="0070444F">
        <w:t xml:space="preserve"> te gebruiken. Het voordeel van deze grafiek is dat de </w:t>
      </w:r>
      <w:r w:rsidR="00AA411B">
        <w:t xml:space="preserve">verschillende </w:t>
      </w:r>
      <w:r w:rsidR="0070444F">
        <w:t xml:space="preserve">voorspellingen van de partijen duidelijk zichtbaar zijn. Door de schaal steeds aan te passen is zowel het relatieve als </w:t>
      </w:r>
      <w:r w:rsidR="006310D7">
        <w:t xml:space="preserve">het absolute verschil tussen de partijen duidelijk zichtbaar. Het nadeel van deze grafiek is wel dat het bijna niet te zien is hoe de populatie zich over meerdere jaren ontwikkeld. Om dit op te lossen kiezen we ervoor om de lezer eerst een lijngrafiek te laten zien. Op deze lijngrafiek staat er in het zwart een trendlijn voor de bevolkingsgroei en in het lichtgrijs staan de </w:t>
      </w:r>
      <w:r w:rsidR="00AA411B">
        <w:t>stippel</w:t>
      </w:r>
      <w:r w:rsidR="006310D7">
        <w:t>lijnen van de individuele onderzoeken weergegeven</w:t>
      </w:r>
      <w:ins w:id="24" w:author="julia.rt@outlook.com" w:date="2016-02-12T10:26:00Z">
        <w:r w:rsidR="006477C4">
          <w:t xml:space="preserve"> (zie afbeelding 5)</w:t>
        </w:r>
      </w:ins>
      <w:r w:rsidR="006310D7">
        <w:t xml:space="preserve">. </w:t>
      </w:r>
      <w:r w:rsidR="00AA411B">
        <w:t>Wanneer een lezer met zijn muis over één van deze stippellijnen gaat wordt de stippel</w:t>
      </w:r>
      <w:r w:rsidR="004E4C77">
        <w:t>lijn uitgelicht</w:t>
      </w:r>
      <w:r w:rsidR="00AA411B">
        <w:t xml:space="preserve"> en wordt weergegeven wie de bron is voor de schattingen in deze stippellijn. </w:t>
      </w:r>
    </w:p>
    <w:p w:rsidR="0070444F" w:rsidRPr="006477C4" w:rsidRDefault="006310D7" w:rsidP="00CB6DEA">
      <w:pPr>
        <w:rPr>
          <w:color w:val="FF0000"/>
          <w:rPrChange w:id="25" w:author="julia.rt@outlook.com" w:date="2016-02-12T10:26:00Z">
            <w:rPr/>
          </w:rPrChange>
        </w:rPr>
      </w:pPr>
      <w:r>
        <w:t xml:space="preserve">Wanneer de lezer met zijn muis over de trendlijn gaat </w:t>
      </w:r>
      <w:r w:rsidR="00AA411B">
        <w:t xml:space="preserve">ziet men </w:t>
      </w:r>
      <w:ins w:id="26" w:author="julia.rt@outlook.com" w:date="2016-02-12T10:25:00Z">
        <w:r w:rsidR="006477C4">
          <w:t>op de plek van de muis de</w:t>
        </w:r>
      </w:ins>
      <w:del w:id="27" w:author="julia.rt@outlook.com" w:date="2016-02-12T10:25:00Z">
        <w:r w:rsidR="00AA411B" w:rsidDel="006477C4">
          <w:delText xml:space="preserve">de </w:delText>
        </w:r>
      </w:del>
      <w:ins w:id="28" w:author="julia.rt@outlook.com" w:date="2016-02-12T10:25:00Z">
        <w:r w:rsidR="006477C4">
          <w:t xml:space="preserve"> </w:t>
        </w:r>
      </w:ins>
      <w:r w:rsidR="00AA411B">
        <w:t>staaf</w:t>
      </w:r>
      <w:ins w:id="29" w:author="julia.rt@outlook.com" w:date="2016-02-12T10:25:00Z">
        <w:r w:rsidR="006477C4">
          <w:t>diagram</w:t>
        </w:r>
      </w:ins>
      <w:del w:id="30" w:author="julia.rt@outlook.com" w:date="2016-02-12T10:25:00Z">
        <w:r w:rsidR="00AA411B" w:rsidDel="006477C4">
          <w:delText>grafiek</w:delText>
        </w:r>
      </w:del>
      <w:r w:rsidR="00AA411B">
        <w:t xml:space="preserve"> voor dat jaar met alle verschillende onderzoeken</w:t>
      </w:r>
      <w:ins w:id="31" w:author="julia.rt@outlook.com" w:date="2016-02-12T10:28:00Z">
        <w:r w:rsidR="006477C4">
          <w:t xml:space="preserve"> (zie afbeelding 6)</w:t>
        </w:r>
      </w:ins>
      <w:r w:rsidR="00AA411B">
        <w:t>. Deze staafdiagram ziet eruit als de tweede grafiek, alleen dan zonder lijn om een jaartal te kiezen.</w:t>
      </w:r>
      <w:ins w:id="32" w:author="julia.rt@outlook.com" w:date="2016-02-12T10:25:00Z">
        <w:r w:rsidR="006477C4">
          <w:t xml:space="preserve"> </w:t>
        </w:r>
        <w:r w:rsidR="006477C4" w:rsidRPr="006477C4">
          <w:rPr>
            <w:color w:val="FF0000"/>
            <w:rPrChange w:id="33" w:author="julia.rt@outlook.com" w:date="2016-02-12T10:26:00Z">
              <w:rPr/>
            </w:rPrChange>
          </w:rPr>
          <w:t>De lijngrafiek die erachter ligt verbleekt dan zozeer dat de staafdiagram goed te lezen is.</w:t>
        </w:r>
      </w:ins>
      <w:r w:rsidR="00AA411B" w:rsidRPr="006477C4">
        <w:rPr>
          <w:color w:val="FF0000"/>
          <w:rPrChange w:id="34" w:author="julia.rt@outlook.com" w:date="2016-02-12T10:26:00Z">
            <w:rPr/>
          </w:rPrChange>
        </w:rPr>
        <w:t xml:space="preserve"> </w:t>
      </w:r>
    </w:p>
    <w:p w:rsidR="006477C4" w:rsidRDefault="006477C4" w:rsidP="006477C4">
      <w:pPr>
        <w:keepNext/>
        <w:rPr>
          <w:ins w:id="35" w:author="julia.rt@outlook.com" w:date="2016-02-12T10:28:00Z"/>
        </w:rPr>
        <w:pPrChange w:id="36" w:author="julia.rt@outlook.com" w:date="2016-02-12T10:28:00Z">
          <w:pPr/>
        </w:pPrChange>
      </w:pPr>
    </w:p>
    <w:p w:rsidR="004E4C77" w:rsidRDefault="006477C4" w:rsidP="006477C4">
      <w:pPr>
        <w:pStyle w:val="Bijschrift"/>
        <w:pPrChange w:id="37" w:author="julia.rt@outlook.com" w:date="2016-02-12T10:28:00Z">
          <w:pPr/>
        </w:pPrChange>
      </w:pPr>
      <w:r w:rsidRPr="00E24444">
        <w:rPr>
          <w:noProof/>
          <w:lang w:eastAsia="nl-NL"/>
        </w:rPr>
        <w:drawing>
          <wp:anchor distT="0" distB="0" distL="114300" distR="114300" simplePos="0" relativeHeight="251668480" behindDoc="1" locked="0" layoutInCell="1" allowOverlap="1" wp14:anchorId="78EE37ED" wp14:editId="65E46F90">
            <wp:simplePos x="0" y="0"/>
            <wp:positionH relativeFrom="column">
              <wp:posOffset>48912</wp:posOffset>
            </wp:positionH>
            <wp:positionV relativeFrom="paragraph">
              <wp:posOffset>-168870</wp:posOffset>
            </wp:positionV>
            <wp:extent cx="4552950" cy="3415363"/>
            <wp:effectExtent l="0" t="0" r="0" b="0"/>
            <wp:wrapTight wrapText="bothSides">
              <wp:wrapPolygon edited="0">
                <wp:start x="0" y="0"/>
                <wp:lineTo x="0" y="21447"/>
                <wp:lineTo x="21510" y="21447"/>
                <wp:lineTo x="21510" y="0"/>
                <wp:lineTo x="0" y="0"/>
              </wp:wrapPolygon>
            </wp:wrapTight>
            <wp:docPr id="8" name="Afbeelding 8" descr="C:\Users\shann_000\Documents\GitHub\Data-Processing-B1\foto's\IMG_20160210_132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n_000\Documents\GitHub\Data-Processing-B1\foto's\IMG_20160210_132358.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18000" contrast="45000"/>
                              </a14:imgEffect>
                            </a14:imgLayer>
                          </a14:imgProps>
                        </a:ext>
                        <a:ext uri="{28A0092B-C50C-407E-A947-70E740481C1C}">
                          <a14:useLocalDpi xmlns:a14="http://schemas.microsoft.com/office/drawing/2010/main" val="0"/>
                        </a:ext>
                      </a:extLst>
                    </a:blip>
                    <a:srcRect/>
                    <a:stretch>
                      <a:fillRect/>
                    </a:stretch>
                  </pic:blipFill>
                  <pic:spPr bwMode="auto">
                    <a:xfrm>
                      <a:off x="0" y="0"/>
                      <a:ext cx="4552950" cy="3415363"/>
                    </a:xfrm>
                    <a:prstGeom prst="rect">
                      <a:avLst/>
                    </a:prstGeom>
                    <a:noFill/>
                    <a:ln>
                      <a:noFill/>
                    </a:ln>
                  </pic:spPr>
                </pic:pic>
              </a:graphicData>
            </a:graphic>
          </wp:anchor>
        </w:drawing>
      </w:r>
      <w:ins w:id="38" w:author="julia.rt@outlook.com" w:date="2016-02-12T10:28:00Z">
        <w:r>
          <w:t>Afbeelding 5</w:t>
        </w:r>
      </w:ins>
    </w:p>
    <w:p w:rsidR="00E24444" w:rsidRDefault="00E24444" w:rsidP="00CB6DEA"/>
    <w:p w:rsidR="00E24444" w:rsidRPr="00CB6DEA" w:rsidRDefault="006477C4" w:rsidP="00CB6DEA">
      <w:ins w:id="39" w:author="julia.rt@outlook.com" w:date="2016-02-12T10:29:00Z">
        <w:r>
          <w:rPr>
            <w:noProof/>
          </w:rPr>
          <w:lastRenderedPageBreak/>
          <mc:AlternateContent>
            <mc:Choice Requires="wps">
              <w:drawing>
                <wp:anchor distT="0" distB="0" distL="114300" distR="114300" simplePos="0" relativeHeight="251671552" behindDoc="1" locked="0" layoutInCell="1" allowOverlap="1" wp14:anchorId="234E7BA5" wp14:editId="14EA202B">
                  <wp:simplePos x="0" y="0"/>
                  <wp:positionH relativeFrom="margin">
                    <wp:posOffset>4583012</wp:posOffset>
                  </wp:positionH>
                  <wp:positionV relativeFrom="paragraph">
                    <wp:posOffset>217</wp:posOffset>
                  </wp:positionV>
                  <wp:extent cx="763905" cy="184785"/>
                  <wp:effectExtent l="0" t="0" r="0" b="5715"/>
                  <wp:wrapTight wrapText="bothSides">
                    <wp:wrapPolygon edited="0">
                      <wp:start x="0" y="0"/>
                      <wp:lineTo x="0" y="20041"/>
                      <wp:lineTo x="21007" y="20041"/>
                      <wp:lineTo x="21007" y="0"/>
                      <wp:lineTo x="0" y="0"/>
                    </wp:wrapPolygon>
                  </wp:wrapTight>
                  <wp:docPr id="11" name="Tekstvak 11"/>
                  <wp:cNvGraphicFramePr/>
                  <a:graphic xmlns:a="http://schemas.openxmlformats.org/drawingml/2006/main">
                    <a:graphicData uri="http://schemas.microsoft.com/office/word/2010/wordprocessingShape">
                      <wps:wsp>
                        <wps:cNvSpPr txBox="1"/>
                        <wps:spPr>
                          <a:xfrm>
                            <a:off x="0" y="0"/>
                            <a:ext cx="763905" cy="184785"/>
                          </a:xfrm>
                          <a:prstGeom prst="rect">
                            <a:avLst/>
                          </a:prstGeom>
                          <a:solidFill>
                            <a:prstClr val="white"/>
                          </a:solidFill>
                          <a:ln>
                            <a:noFill/>
                          </a:ln>
                        </wps:spPr>
                        <wps:txbx>
                          <w:txbxContent>
                            <w:p w:rsidR="006477C4" w:rsidRPr="00A611FB" w:rsidRDefault="006477C4" w:rsidP="006477C4">
                              <w:pPr>
                                <w:pStyle w:val="Bijschrift"/>
                                <w:rPr>
                                  <w:noProof/>
                                </w:rPr>
                                <w:pPrChange w:id="40" w:author="julia.rt@outlook.com" w:date="2016-02-12T10:29:00Z">
                                  <w:pPr/>
                                </w:pPrChange>
                              </w:pPr>
                              <w:ins w:id="41" w:author="julia.rt@outlook.com" w:date="2016-02-12T10:29:00Z">
                                <w:r>
                                  <w:t>Afbeelding 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E7BA5" id="Tekstvak 11" o:spid="_x0000_s1029" type="#_x0000_t202" style="position:absolute;margin-left:360.85pt;margin-top:0;width:60.15pt;height:14.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" stroked="f">
                  <v:textbox inset="0,0,0,0">
                    <w:txbxContent>
                      <w:p w:rsidR="006477C4" w:rsidRPr="00A611FB" w:rsidRDefault="006477C4" w:rsidP="006477C4">
                        <w:pPr>
                          <w:pStyle w:val="Bijschrift"/>
                          <w:rPr>
                            <w:noProof/>
                          </w:rPr>
                          <w:pPrChange w:id="42" w:author="julia.rt@outlook.com" w:date="2016-02-12T10:29:00Z">
                            <w:pPr/>
                          </w:pPrChange>
                        </w:pPr>
                        <w:ins w:id="43" w:author="julia.rt@outlook.com" w:date="2016-02-12T10:29:00Z">
                          <w:r>
                            <w:t>Afbeelding 6</w:t>
                          </w:r>
                        </w:ins>
                      </w:p>
                    </w:txbxContent>
                  </v:textbox>
                  <w10:wrap type="tight" anchorx="margin"/>
                </v:shape>
              </w:pict>
            </mc:Fallback>
          </mc:AlternateContent>
        </w:r>
      </w:ins>
      <w:r w:rsidR="00E24444" w:rsidRPr="00E24444">
        <w:rPr>
          <w:noProof/>
          <w:lang w:eastAsia="nl-NL"/>
        </w:rPr>
        <w:drawing>
          <wp:anchor distT="0" distB="0" distL="114300" distR="114300" simplePos="0" relativeHeight="251669504" behindDoc="1" locked="0" layoutInCell="1" allowOverlap="1">
            <wp:simplePos x="0" y="0"/>
            <wp:positionH relativeFrom="column">
              <wp:posOffset>-2757</wp:posOffset>
            </wp:positionH>
            <wp:positionV relativeFrom="paragraph">
              <wp:posOffset>418</wp:posOffset>
            </wp:positionV>
            <wp:extent cx="4514850" cy="3386783"/>
            <wp:effectExtent l="0" t="0" r="0" b="4445"/>
            <wp:wrapTight wrapText="bothSides">
              <wp:wrapPolygon edited="0">
                <wp:start x="0" y="0"/>
                <wp:lineTo x="0" y="21507"/>
                <wp:lineTo x="21509" y="21507"/>
                <wp:lineTo x="21509" y="0"/>
                <wp:lineTo x="0" y="0"/>
              </wp:wrapPolygon>
            </wp:wrapTight>
            <wp:docPr id="9" name="Afbeelding 9" descr="C:\Users\shann_000\Documents\GitHub\Data-Processing-B1\foto's\IMG_20160210_132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nn_000\Documents\GitHub\Data-Processing-B1\foto's\IMG_20160210_132818.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10000" contrast="35000"/>
                              </a14:imgEffect>
                            </a14:imgLayer>
                          </a14:imgProps>
                        </a:ext>
                        <a:ext uri="{28A0092B-C50C-407E-A947-70E740481C1C}">
                          <a14:useLocalDpi xmlns:a14="http://schemas.microsoft.com/office/drawing/2010/main" val="0"/>
                        </a:ext>
                      </a:extLst>
                    </a:blip>
                    <a:srcRect/>
                    <a:stretch>
                      <a:fillRect/>
                    </a:stretch>
                  </pic:blipFill>
                  <pic:spPr bwMode="auto">
                    <a:xfrm>
                      <a:off x="0" y="0"/>
                      <a:ext cx="4514850" cy="3386783"/>
                    </a:xfrm>
                    <a:prstGeom prst="rect">
                      <a:avLst/>
                    </a:prstGeom>
                    <a:noFill/>
                    <a:ln>
                      <a:noFill/>
                    </a:ln>
                  </pic:spPr>
                </pic:pic>
              </a:graphicData>
            </a:graphic>
          </wp:anchor>
        </w:drawing>
      </w:r>
    </w:p>
    <w:sectPr w:rsidR="00E24444" w:rsidRPr="00CB6DE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3053A"/>
    <w:multiLevelType w:val="hybridMultilevel"/>
    <w:tmpl w:val="734E08A0"/>
    <w:lvl w:ilvl="0" w:tplc="FDF2BDF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8E257D0"/>
    <w:multiLevelType w:val="hybridMultilevel"/>
    <w:tmpl w:val="71C4ECF6"/>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203F4F71"/>
    <w:multiLevelType w:val="hybridMultilevel"/>
    <w:tmpl w:val="9DDA2F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0824203"/>
    <w:multiLevelType w:val="hybridMultilevel"/>
    <w:tmpl w:val="DFE0187C"/>
    <w:lvl w:ilvl="0" w:tplc="A90232BC">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5C0F730E"/>
    <w:multiLevelType w:val="hybridMultilevel"/>
    <w:tmpl w:val="923A6348"/>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5CA0369E"/>
    <w:multiLevelType w:val="hybridMultilevel"/>
    <w:tmpl w:val="EFAC46F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68CD4894"/>
    <w:multiLevelType w:val="hybridMultilevel"/>
    <w:tmpl w:val="F07C4F4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70AA68E2"/>
    <w:multiLevelType w:val="hybridMultilevel"/>
    <w:tmpl w:val="87EAA1A2"/>
    <w:lvl w:ilvl="0" w:tplc="28C8DB88">
      <w:start w:val="1"/>
      <w:numFmt w:val="bullet"/>
      <w:lvlText w:val="-"/>
      <w:lvlJc w:val="left"/>
      <w:pPr>
        <w:ind w:left="720" w:hanging="360"/>
      </w:pPr>
      <w:rPr>
        <w:rFonts w:ascii="Calibri" w:eastAsiaTheme="minorHAnsi" w:hAnsi="Calibri"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0"/>
  </w:num>
  <w:num w:numId="4">
    <w:abstractNumId w:val="7"/>
  </w:num>
  <w:num w:numId="5">
    <w:abstractNumId w:val="2"/>
  </w:num>
  <w:num w:numId="6">
    <w:abstractNumId w:val="4"/>
  </w:num>
  <w:num w:numId="7">
    <w:abstractNumId w:val="1"/>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lia.rt@outlook.com">
    <w15:presenceInfo w15:providerId="Windows Live" w15:userId="6caa4ce273ad18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E27"/>
    <w:rsid w:val="002030C9"/>
    <w:rsid w:val="002371E7"/>
    <w:rsid w:val="00282709"/>
    <w:rsid w:val="003474C1"/>
    <w:rsid w:val="0038796D"/>
    <w:rsid w:val="003D52A6"/>
    <w:rsid w:val="004E4C77"/>
    <w:rsid w:val="00526E27"/>
    <w:rsid w:val="00527EE2"/>
    <w:rsid w:val="00532650"/>
    <w:rsid w:val="00574523"/>
    <w:rsid w:val="00580A98"/>
    <w:rsid w:val="005860F7"/>
    <w:rsid w:val="005955B8"/>
    <w:rsid w:val="005B3576"/>
    <w:rsid w:val="006310D7"/>
    <w:rsid w:val="006477C4"/>
    <w:rsid w:val="0070444F"/>
    <w:rsid w:val="00771883"/>
    <w:rsid w:val="008477B6"/>
    <w:rsid w:val="009421A5"/>
    <w:rsid w:val="009E735B"/>
    <w:rsid w:val="00A423EB"/>
    <w:rsid w:val="00AA411B"/>
    <w:rsid w:val="00BC5E9A"/>
    <w:rsid w:val="00BE0B9E"/>
    <w:rsid w:val="00CB6DEA"/>
    <w:rsid w:val="00CE560A"/>
    <w:rsid w:val="00CE6BBB"/>
    <w:rsid w:val="00DD00EB"/>
    <w:rsid w:val="00DD700E"/>
    <w:rsid w:val="00E24444"/>
    <w:rsid w:val="00E5423D"/>
    <w:rsid w:val="00E601CF"/>
    <w:rsid w:val="00E63FB6"/>
    <w:rsid w:val="00F2180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36C99"/>
  <w15:chartTrackingRefBased/>
  <w15:docId w15:val="{A35F21D3-E2C0-4F3D-BE6C-64900662F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26E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26E27"/>
    <w:rPr>
      <w:rFonts w:asciiTheme="majorHAnsi" w:eastAsiaTheme="majorEastAsia" w:hAnsiTheme="majorHAnsi" w:cstheme="majorBidi"/>
      <w:color w:val="2E74B5" w:themeColor="accent1" w:themeShade="BF"/>
      <w:sz w:val="32"/>
      <w:szCs w:val="32"/>
    </w:rPr>
  </w:style>
  <w:style w:type="paragraph" w:styleId="Lijstalinea">
    <w:name w:val="List Paragraph"/>
    <w:basedOn w:val="Standaard"/>
    <w:uiPriority w:val="34"/>
    <w:qFormat/>
    <w:rsid w:val="00526E27"/>
    <w:pPr>
      <w:ind w:left="720"/>
      <w:contextualSpacing/>
    </w:pPr>
  </w:style>
  <w:style w:type="paragraph" w:styleId="Titel">
    <w:name w:val="Title"/>
    <w:basedOn w:val="Standaard"/>
    <w:next w:val="Standaard"/>
    <w:link w:val="TitelChar"/>
    <w:uiPriority w:val="10"/>
    <w:qFormat/>
    <w:rsid w:val="00BC5E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C5E9A"/>
    <w:rPr>
      <w:rFonts w:asciiTheme="majorHAnsi" w:eastAsiaTheme="majorEastAsia" w:hAnsiTheme="majorHAnsi" w:cstheme="majorBidi"/>
      <w:spacing w:val="-10"/>
      <w:kern w:val="28"/>
      <w:sz w:val="56"/>
      <w:szCs w:val="56"/>
    </w:rPr>
  </w:style>
  <w:style w:type="paragraph" w:styleId="Bijschrift">
    <w:name w:val="caption"/>
    <w:basedOn w:val="Standaard"/>
    <w:next w:val="Standaard"/>
    <w:uiPriority w:val="35"/>
    <w:unhideWhenUsed/>
    <w:qFormat/>
    <w:rsid w:val="00BE0B9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microsoft.com/office/2007/relationships/hdphoto" Target="media/hdphoto4.wd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microsoft.com/office/2007/relationships/hdphoto" Target="media/hdphoto6.wdp"/><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jpeg"/><Relationship Id="rId5" Type="http://schemas.openxmlformats.org/officeDocument/2006/relationships/image" Target="media/image1.png"/><Relationship Id="rId15" Type="http://schemas.microsoft.com/office/2007/relationships/hdphoto" Target="media/hdphoto5.wdp"/><Relationship Id="rId10" Type="http://schemas.microsoft.com/office/2007/relationships/hdphoto" Target="media/hdphoto3.wdp"/><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6</Pages>
  <Words>1047</Words>
  <Characters>5764</Characters>
  <Application>Microsoft Office Word</Application>
  <DocSecurity>0</DocSecurity>
  <Lines>48</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 Mekelenkamp</dc:creator>
  <cp:keywords/>
  <dc:description/>
  <cp:lastModifiedBy>julia.rt@outlook.com</cp:lastModifiedBy>
  <cp:revision>12</cp:revision>
  <dcterms:created xsi:type="dcterms:W3CDTF">2016-02-08T14:09:00Z</dcterms:created>
  <dcterms:modified xsi:type="dcterms:W3CDTF">2016-02-12T09:30:00Z</dcterms:modified>
</cp:coreProperties>
</file>